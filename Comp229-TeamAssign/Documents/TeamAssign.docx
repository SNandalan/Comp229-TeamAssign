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5E55" w:rsidRDefault="009B5E55" w:rsidP="009B5E55">
      <w:pPr>
        <w:jc w:val="center"/>
        <w:rPr>
          <w:sz w:val="24"/>
        </w:rPr>
      </w:pPr>
      <w:r>
        <w:rPr>
          <w:noProof/>
        </w:rPr>
        <w:drawing>
          <wp:inline distT="0" distB="0" distL="0" distR="0">
            <wp:extent cx="1892105" cy="1892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24602" cy="1924602"/>
                    </a:xfrm>
                    <a:prstGeom prst="rect">
                      <a:avLst/>
                    </a:prstGeom>
                    <a:noFill/>
                    <a:ln>
                      <a:noFill/>
                    </a:ln>
                  </pic:spPr>
                </pic:pic>
              </a:graphicData>
            </a:graphic>
          </wp:inline>
        </w:drawing>
      </w:r>
    </w:p>
    <w:p w:rsidR="00986DED" w:rsidRDefault="00986DED" w:rsidP="009B5E55">
      <w:pPr>
        <w:pStyle w:val="Heading1"/>
        <w:jc w:val="center"/>
      </w:pPr>
    </w:p>
    <w:p w:rsidR="00986DED" w:rsidRDefault="00986DED" w:rsidP="009B5E55">
      <w:pPr>
        <w:pStyle w:val="Heading1"/>
        <w:jc w:val="center"/>
      </w:pPr>
    </w:p>
    <w:p w:rsidR="00986DED" w:rsidRDefault="00986DED" w:rsidP="009B5E55">
      <w:pPr>
        <w:pStyle w:val="Heading1"/>
        <w:jc w:val="center"/>
      </w:pPr>
    </w:p>
    <w:p w:rsidR="00986DED" w:rsidRDefault="00986DED" w:rsidP="009B5E55">
      <w:pPr>
        <w:pStyle w:val="Heading1"/>
        <w:jc w:val="center"/>
      </w:pPr>
    </w:p>
    <w:p w:rsidR="00986DED" w:rsidRDefault="00986DED" w:rsidP="009B5E55">
      <w:pPr>
        <w:pStyle w:val="Heading1"/>
        <w:jc w:val="center"/>
      </w:pPr>
    </w:p>
    <w:p w:rsidR="009B5E55" w:rsidRDefault="009B5E55" w:rsidP="009B5E55">
      <w:pPr>
        <w:pStyle w:val="Heading1"/>
        <w:jc w:val="center"/>
      </w:pPr>
      <w:bookmarkStart w:id="0" w:name="_Toc501482866"/>
      <w:r>
        <w:t>Books Library</w:t>
      </w:r>
      <w:bookmarkEnd w:id="0"/>
    </w:p>
    <w:p w:rsidR="009B5E55" w:rsidRDefault="009B5E55" w:rsidP="009B5E55">
      <w:pPr>
        <w:pStyle w:val="Heading1"/>
        <w:jc w:val="center"/>
      </w:pPr>
      <w:bookmarkStart w:id="1" w:name="_Toc501482867"/>
      <w:r>
        <w:t>Group Members:</w:t>
      </w:r>
      <w:bookmarkEnd w:id="1"/>
    </w:p>
    <w:p w:rsidR="009B5E55" w:rsidRDefault="009B5E55" w:rsidP="009B5E55">
      <w:pPr>
        <w:pStyle w:val="Heading2"/>
        <w:jc w:val="center"/>
      </w:pPr>
      <w:bookmarkStart w:id="2" w:name="_Toc501482868"/>
      <w:r>
        <w:t>Sushmita Nandalan – 300923159</w:t>
      </w:r>
      <w:bookmarkEnd w:id="2"/>
    </w:p>
    <w:p w:rsidR="009B5E55" w:rsidRDefault="009B5E55" w:rsidP="009B5E55">
      <w:pPr>
        <w:pStyle w:val="Heading2"/>
        <w:jc w:val="center"/>
      </w:pPr>
      <w:bookmarkStart w:id="3" w:name="_Toc501482869"/>
      <w:r>
        <w:t>Chanpreet Mudhar – 300932732</w:t>
      </w:r>
      <w:bookmarkEnd w:id="3"/>
    </w:p>
    <w:p w:rsidR="009B5E55" w:rsidRDefault="009B5E55">
      <w:r>
        <w:br w:type="page"/>
      </w:r>
    </w:p>
    <w:sdt>
      <w:sdtPr>
        <w:rPr>
          <w:rFonts w:asciiTheme="minorHAnsi" w:eastAsiaTheme="minorHAnsi" w:hAnsiTheme="minorHAnsi" w:cstheme="minorBidi"/>
          <w:color w:val="auto"/>
          <w:sz w:val="22"/>
          <w:szCs w:val="22"/>
        </w:rPr>
        <w:id w:val="951895791"/>
        <w:docPartObj>
          <w:docPartGallery w:val="Table of Contents"/>
          <w:docPartUnique/>
        </w:docPartObj>
      </w:sdtPr>
      <w:sdtEndPr>
        <w:rPr>
          <w:b/>
          <w:bCs/>
          <w:noProof/>
        </w:rPr>
      </w:sdtEndPr>
      <w:sdtContent>
        <w:p w:rsidR="009B5E55" w:rsidRDefault="009B5E55">
          <w:pPr>
            <w:pStyle w:val="TOCHeading"/>
          </w:pPr>
          <w:r>
            <w:t>Table of Contents</w:t>
          </w:r>
        </w:p>
        <w:p w:rsidR="0083315D" w:rsidRDefault="009B5E55">
          <w:pPr>
            <w:pStyle w:val="TOC1"/>
            <w:tabs>
              <w:tab w:val="right" w:leader="dot" w:pos="9350"/>
            </w:tabs>
            <w:rPr>
              <w:rFonts w:eastAsiaTheme="minorEastAsia"/>
              <w:noProof/>
              <w:lang w:val="en-CA" w:eastAsia="en-CA"/>
            </w:rPr>
          </w:pPr>
          <w:r>
            <w:fldChar w:fldCharType="begin"/>
          </w:r>
          <w:r>
            <w:instrText xml:space="preserve"> TOC \o "1-3" \h \z \u </w:instrText>
          </w:r>
          <w:r>
            <w:fldChar w:fldCharType="separate"/>
          </w:r>
          <w:hyperlink w:anchor="_Toc501482866" w:history="1">
            <w:r w:rsidR="0083315D" w:rsidRPr="00230A19">
              <w:rPr>
                <w:rStyle w:val="Hyperlink"/>
                <w:noProof/>
              </w:rPr>
              <w:t>Books Library</w:t>
            </w:r>
            <w:r w:rsidR="0083315D">
              <w:rPr>
                <w:noProof/>
                <w:webHidden/>
              </w:rPr>
              <w:tab/>
            </w:r>
            <w:r w:rsidR="0083315D">
              <w:rPr>
                <w:noProof/>
                <w:webHidden/>
              </w:rPr>
              <w:fldChar w:fldCharType="begin"/>
            </w:r>
            <w:r w:rsidR="0083315D">
              <w:rPr>
                <w:noProof/>
                <w:webHidden/>
              </w:rPr>
              <w:instrText xml:space="preserve"> PAGEREF _Toc501482866 \h </w:instrText>
            </w:r>
            <w:r w:rsidR="0083315D">
              <w:rPr>
                <w:noProof/>
                <w:webHidden/>
              </w:rPr>
            </w:r>
            <w:r w:rsidR="0083315D">
              <w:rPr>
                <w:noProof/>
                <w:webHidden/>
              </w:rPr>
              <w:fldChar w:fldCharType="separate"/>
            </w:r>
            <w:r w:rsidR="0083315D">
              <w:rPr>
                <w:noProof/>
                <w:webHidden/>
              </w:rPr>
              <w:t>1</w:t>
            </w:r>
            <w:r w:rsidR="0083315D">
              <w:rPr>
                <w:noProof/>
                <w:webHidden/>
              </w:rPr>
              <w:fldChar w:fldCharType="end"/>
            </w:r>
          </w:hyperlink>
        </w:p>
        <w:p w:rsidR="0083315D" w:rsidRDefault="002666CC">
          <w:pPr>
            <w:pStyle w:val="TOC1"/>
            <w:tabs>
              <w:tab w:val="right" w:leader="dot" w:pos="9350"/>
            </w:tabs>
            <w:rPr>
              <w:rFonts w:eastAsiaTheme="minorEastAsia"/>
              <w:noProof/>
              <w:lang w:val="en-CA" w:eastAsia="en-CA"/>
            </w:rPr>
          </w:pPr>
          <w:hyperlink w:anchor="_Toc501482867" w:history="1">
            <w:r w:rsidR="0083315D" w:rsidRPr="00230A19">
              <w:rPr>
                <w:rStyle w:val="Hyperlink"/>
                <w:noProof/>
              </w:rPr>
              <w:t>Group Members:</w:t>
            </w:r>
            <w:r w:rsidR="0083315D">
              <w:rPr>
                <w:noProof/>
                <w:webHidden/>
              </w:rPr>
              <w:tab/>
            </w:r>
            <w:r w:rsidR="0083315D">
              <w:rPr>
                <w:noProof/>
                <w:webHidden/>
              </w:rPr>
              <w:fldChar w:fldCharType="begin"/>
            </w:r>
            <w:r w:rsidR="0083315D">
              <w:rPr>
                <w:noProof/>
                <w:webHidden/>
              </w:rPr>
              <w:instrText xml:space="preserve"> PAGEREF _Toc501482867 \h </w:instrText>
            </w:r>
            <w:r w:rsidR="0083315D">
              <w:rPr>
                <w:noProof/>
                <w:webHidden/>
              </w:rPr>
            </w:r>
            <w:r w:rsidR="0083315D">
              <w:rPr>
                <w:noProof/>
                <w:webHidden/>
              </w:rPr>
              <w:fldChar w:fldCharType="separate"/>
            </w:r>
            <w:r w:rsidR="0083315D">
              <w:rPr>
                <w:noProof/>
                <w:webHidden/>
              </w:rPr>
              <w:t>1</w:t>
            </w:r>
            <w:r w:rsidR="0083315D">
              <w:rPr>
                <w:noProof/>
                <w:webHidden/>
              </w:rPr>
              <w:fldChar w:fldCharType="end"/>
            </w:r>
          </w:hyperlink>
        </w:p>
        <w:p w:rsidR="0083315D" w:rsidRDefault="002666CC">
          <w:pPr>
            <w:pStyle w:val="TOC2"/>
            <w:tabs>
              <w:tab w:val="right" w:leader="dot" w:pos="9350"/>
            </w:tabs>
            <w:rPr>
              <w:rFonts w:eastAsiaTheme="minorEastAsia"/>
              <w:noProof/>
              <w:lang w:val="en-CA" w:eastAsia="en-CA"/>
            </w:rPr>
          </w:pPr>
          <w:hyperlink w:anchor="_Toc501482868" w:history="1">
            <w:r w:rsidR="0083315D" w:rsidRPr="00230A19">
              <w:rPr>
                <w:rStyle w:val="Hyperlink"/>
                <w:noProof/>
              </w:rPr>
              <w:t>Sushmita Nandalan – 300923159</w:t>
            </w:r>
            <w:r w:rsidR="0083315D">
              <w:rPr>
                <w:noProof/>
                <w:webHidden/>
              </w:rPr>
              <w:tab/>
            </w:r>
            <w:r w:rsidR="0083315D">
              <w:rPr>
                <w:noProof/>
                <w:webHidden/>
              </w:rPr>
              <w:fldChar w:fldCharType="begin"/>
            </w:r>
            <w:r w:rsidR="0083315D">
              <w:rPr>
                <w:noProof/>
                <w:webHidden/>
              </w:rPr>
              <w:instrText xml:space="preserve"> PAGEREF _Toc501482868 \h </w:instrText>
            </w:r>
            <w:r w:rsidR="0083315D">
              <w:rPr>
                <w:noProof/>
                <w:webHidden/>
              </w:rPr>
            </w:r>
            <w:r w:rsidR="0083315D">
              <w:rPr>
                <w:noProof/>
                <w:webHidden/>
              </w:rPr>
              <w:fldChar w:fldCharType="separate"/>
            </w:r>
            <w:r w:rsidR="0083315D">
              <w:rPr>
                <w:noProof/>
                <w:webHidden/>
              </w:rPr>
              <w:t>1</w:t>
            </w:r>
            <w:r w:rsidR="0083315D">
              <w:rPr>
                <w:noProof/>
                <w:webHidden/>
              </w:rPr>
              <w:fldChar w:fldCharType="end"/>
            </w:r>
          </w:hyperlink>
        </w:p>
        <w:p w:rsidR="0083315D" w:rsidRDefault="002666CC">
          <w:pPr>
            <w:pStyle w:val="TOC2"/>
            <w:tabs>
              <w:tab w:val="right" w:leader="dot" w:pos="9350"/>
            </w:tabs>
            <w:rPr>
              <w:rFonts w:eastAsiaTheme="minorEastAsia"/>
              <w:noProof/>
              <w:lang w:val="en-CA" w:eastAsia="en-CA"/>
            </w:rPr>
          </w:pPr>
          <w:hyperlink w:anchor="_Toc501482869" w:history="1">
            <w:r w:rsidR="0083315D" w:rsidRPr="00230A19">
              <w:rPr>
                <w:rStyle w:val="Hyperlink"/>
                <w:noProof/>
              </w:rPr>
              <w:t>Chanpreet Mudhar – 300932732</w:t>
            </w:r>
            <w:r w:rsidR="0083315D">
              <w:rPr>
                <w:noProof/>
                <w:webHidden/>
              </w:rPr>
              <w:tab/>
            </w:r>
            <w:r w:rsidR="0083315D">
              <w:rPr>
                <w:noProof/>
                <w:webHidden/>
              </w:rPr>
              <w:fldChar w:fldCharType="begin"/>
            </w:r>
            <w:r w:rsidR="0083315D">
              <w:rPr>
                <w:noProof/>
                <w:webHidden/>
              </w:rPr>
              <w:instrText xml:space="preserve"> PAGEREF _Toc501482869 \h </w:instrText>
            </w:r>
            <w:r w:rsidR="0083315D">
              <w:rPr>
                <w:noProof/>
                <w:webHidden/>
              </w:rPr>
            </w:r>
            <w:r w:rsidR="0083315D">
              <w:rPr>
                <w:noProof/>
                <w:webHidden/>
              </w:rPr>
              <w:fldChar w:fldCharType="separate"/>
            </w:r>
            <w:r w:rsidR="0083315D">
              <w:rPr>
                <w:noProof/>
                <w:webHidden/>
              </w:rPr>
              <w:t>1</w:t>
            </w:r>
            <w:r w:rsidR="0083315D">
              <w:rPr>
                <w:noProof/>
                <w:webHidden/>
              </w:rPr>
              <w:fldChar w:fldCharType="end"/>
            </w:r>
          </w:hyperlink>
        </w:p>
        <w:p w:rsidR="0083315D" w:rsidRDefault="002666CC">
          <w:pPr>
            <w:pStyle w:val="TOC1"/>
            <w:tabs>
              <w:tab w:val="right" w:leader="dot" w:pos="9350"/>
            </w:tabs>
            <w:rPr>
              <w:rFonts w:eastAsiaTheme="minorEastAsia"/>
              <w:noProof/>
              <w:lang w:val="en-CA" w:eastAsia="en-CA"/>
            </w:rPr>
          </w:pPr>
          <w:hyperlink w:anchor="_Toc501482870" w:history="1">
            <w:r w:rsidR="0083315D" w:rsidRPr="00230A19">
              <w:rPr>
                <w:rStyle w:val="Hyperlink"/>
                <w:noProof/>
                <w:bdr w:val="none" w:sz="0" w:space="0" w:color="auto" w:frame="1"/>
              </w:rPr>
              <w:t>Detailed description</w:t>
            </w:r>
            <w:r w:rsidR="0083315D">
              <w:rPr>
                <w:noProof/>
                <w:webHidden/>
              </w:rPr>
              <w:tab/>
            </w:r>
            <w:r w:rsidR="0083315D">
              <w:rPr>
                <w:noProof/>
                <w:webHidden/>
              </w:rPr>
              <w:fldChar w:fldCharType="begin"/>
            </w:r>
            <w:r w:rsidR="0083315D">
              <w:rPr>
                <w:noProof/>
                <w:webHidden/>
              </w:rPr>
              <w:instrText xml:space="preserve"> PAGEREF _Toc501482870 \h </w:instrText>
            </w:r>
            <w:r w:rsidR="0083315D">
              <w:rPr>
                <w:noProof/>
                <w:webHidden/>
              </w:rPr>
            </w:r>
            <w:r w:rsidR="0083315D">
              <w:rPr>
                <w:noProof/>
                <w:webHidden/>
              </w:rPr>
              <w:fldChar w:fldCharType="separate"/>
            </w:r>
            <w:r w:rsidR="0083315D">
              <w:rPr>
                <w:noProof/>
                <w:webHidden/>
              </w:rPr>
              <w:t>3</w:t>
            </w:r>
            <w:r w:rsidR="0083315D">
              <w:rPr>
                <w:noProof/>
                <w:webHidden/>
              </w:rPr>
              <w:fldChar w:fldCharType="end"/>
            </w:r>
          </w:hyperlink>
        </w:p>
        <w:p w:rsidR="0083315D" w:rsidRDefault="002666CC">
          <w:pPr>
            <w:pStyle w:val="TOC1"/>
            <w:tabs>
              <w:tab w:val="right" w:leader="dot" w:pos="9350"/>
            </w:tabs>
            <w:rPr>
              <w:rFonts w:eastAsiaTheme="minorEastAsia"/>
              <w:noProof/>
              <w:lang w:val="en-CA" w:eastAsia="en-CA"/>
            </w:rPr>
          </w:pPr>
          <w:hyperlink w:anchor="_Toc501482871" w:history="1">
            <w:r w:rsidR="0083315D" w:rsidRPr="00230A19">
              <w:rPr>
                <w:rStyle w:val="Hyperlink"/>
                <w:noProof/>
                <w:bdr w:val="none" w:sz="0" w:space="0" w:color="auto" w:frame="1"/>
              </w:rPr>
              <w:t>Version History</w:t>
            </w:r>
            <w:r w:rsidR="0083315D">
              <w:rPr>
                <w:noProof/>
                <w:webHidden/>
              </w:rPr>
              <w:tab/>
            </w:r>
            <w:r w:rsidR="0083315D">
              <w:rPr>
                <w:noProof/>
                <w:webHidden/>
              </w:rPr>
              <w:fldChar w:fldCharType="begin"/>
            </w:r>
            <w:r w:rsidR="0083315D">
              <w:rPr>
                <w:noProof/>
                <w:webHidden/>
              </w:rPr>
              <w:instrText xml:space="preserve"> PAGEREF _Toc501482871 \h </w:instrText>
            </w:r>
            <w:r w:rsidR="0083315D">
              <w:rPr>
                <w:noProof/>
                <w:webHidden/>
              </w:rPr>
            </w:r>
            <w:r w:rsidR="0083315D">
              <w:rPr>
                <w:noProof/>
                <w:webHidden/>
              </w:rPr>
              <w:fldChar w:fldCharType="separate"/>
            </w:r>
            <w:r w:rsidR="0083315D">
              <w:rPr>
                <w:noProof/>
                <w:webHidden/>
              </w:rPr>
              <w:t>3</w:t>
            </w:r>
            <w:r w:rsidR="0083315D">
              <w:rPr>
                <w:noProof/>
                <w:webHidden/>
              </w:rPr>
              <w:fldChar w:fldCharType="end"/>
            </w:r>
          </w:hyperlink>
        </w:p>
        <w:p w:rsidR="0083315D" w:rsidRDefault="002666CC">
          <w:pPr>
            <w:pStyle w:val="TOC2"/>
            <w:tabs>
              <w:tab w:val="right" w:leader="dot" w:pos="9350"/>
            </w:tabs>
            <w:rPr>
              <w:rFonts w:eastAsiaTheme="minorEastAsia"/>
              <w:noProof/>
              <w:lang w:val="en-CA" w:eastAsia="en-CA"/>
            </w:rPr>
          </w:pPr>
          <w:hyperlink w:anchor="_Toc501482872" w:history="1">
            <w:r w:rsidR="0083315D" w:rsidRPr="00230A19">
              <w:rPr>
                <w:rStyle w:val="Hyperlink"/>
                <w:noProof/>
              </w:rPr>
              <w:t>GITHUB SCREENCAPTURE</w:t>
            </w:r>
            <w:r w:rsidR="0083315D">
              <w:rPr>
                <w:noProof/>
                <w:webHidden/>
              </w:rPr>
              <w:tab/>
            </w:r>
            <w:r w:rsidR="0083315D">
              <w:rPr>
                <w:noProof/>
                <w:webHidden/>
              </w:rPr>
              <w:fldChar w:fldCharType="begin"/>
            </w:r>
            <w:r w:rsidR="0083315D">
              <w:rPr>
                <w:noProof/>
                <w:webHidden/>
              </w:rPr>
              <w:instrText xml:space="preserve"> PAGEREF _Toc501482872 \h </w:instrText>
            </w:r>
            <w:r w:rsidR="0083315D">
              <w:rPr>
                <w:noProof/>
                <w:webHidden/>
              </w:rPr>
            </w:r>
            <w:r w:rsidR="0083315D">
              <w:rPr>
                <w:noProof/>
                <w:webHidden/>
              </w:rPr>
              <w:fldChar w:fldCharType="separate"/>
            </w:r>
            <w:r w:rsidR="0083315D">
              <w:rPr>
                <w:noProof/>
                <w:webHidden/>
              </w:rPr>
              <w:t>3</w:t>
            </w:r>
            <w:r w:rsidR="0083315D">
              <w:rPr>
                <w:noProof/>
                <w:webHidden/>
              </w:rPr>
              <w:fldChar w:fldCharType="end"/>
            </w:r>
          </w:hyperlink>
        </w:p>
        <w:p w:rsidR="0083315D" w:rsidRDefault="002666CC">
          <w:pPr>
            <w:pStyle w:val="TOC1"/>
            <w:tabs>
              <w:tab w:val="right" w:leader="dot" w:pos="9350"/>
            </w:tabs>
            <w:rPr>
              <w:rFonts w:eastAsiaTheme="minorEastAsia"/>
              <w:noProof/>
              <w:lang w:val="en-CA" w:eastAsia="en-CA"/>
            </w:rPr>
          </w:pPr>
          <w:hyperlink w:anchor="_Toc501482873" w:history="1">
            <w:r w:rsidR="0083315D" w:rsidRPr="00230A19">
              <w:rPr>
                <w:rStyle w:val="Hyperlink"/>
                <w:noProof/>
                <w:bdr w:val="none" w:sz="0" w:space="0" w:color="auto" w:frame="1"/>
              </w:rPr>
              <w:t>Typography and Color</w:t>
            </w:r>
            <w:r w:rsidR="0083315D">
              <w:rPr>
                <w:noProof/>
                <w:webHidden/>
              </w:rPr>
              <w:tab/>
            </w:r>
            <w:r w:rsidR="0083315D">
              <w:rPr>
                <w:noProof/>
                <w:webHidden/>
              </w:rPr>
              <w:fldChar w:fldCharType="begin"/>
            </w:r>
            <w:r w:rsidR="0083315D">
              <w:rPr>
                <w:noProof/>
                <w:webHidden/>
              </w:rPr>
              <w:instrText xml:space="preserve"> PAGEREF _Toc501482873 \h </w:instrText>
            </w:r>
            <w:r w:rsidR="0083315D">
              <w:rPr>
                <w:noProof/>
                <w:webHidden/>
              </w:rPr>
            </w:r>
            <w:r w:rsidR="0083315D">
              <w:rPr>
                <w:noProof/>
                <w:webHidden/>
              </w:rPr>
              <w:fldChar w:fldCharType="separate"/>
            </w:r>
            <w:r w:rsidR="0083315D">
              <w:rPr>
                <w:noProof/>
                <w:webHidden/>
              </w:rPr>
              <w:t>4</w:t>
            </w:r>
            <w:r w:rsidR="0083315D">
              <w:rPr>
                <w:noProof/>
                <w:webHidden/>
              </w:rPr>
              <w:fldChar w:fldCharType="end"/>
            </w:r>
          </w:hyperlink>
        </w:p>
        <w:p w:rsidR="0083315D" w:rsidRDefault="002666CC">
          <w:pPr>
            <w:pStyle w:val="TOC1"/>
            <w:tabs>
              <w:tab w:val="right" w:leader="dot" w:pos="9350"/>
            </w:tabs>
            <w:rPr>
              <w:rFonts w:eastAsiaTheme="minorEastAsia"/>
              <w:noProof/>
              <w:lang w:val="en-CA" w:eastAsia="en-CA"/>
            </w:rPr>
          </w:pPr>
          <w:hyperlink w:anchor="_Toc501482874" w:history="1">
            <w:r w:rsidR="0083315D" w:rsidRPr="00230A19">
              <w:rPr>
                <w:rStyle w:val="Hyperlink"/>
                <w:noProof/>
                <w:bdr w:val="none" w:sz="0" w:space="0" w:color="auto" w:frame="1"/>
              </w:rPr>
              <w:t>Wireframes</w:t>
            </w:r>
            <w:r w:rsidR="0083315D">
              <w:rPr>
                <w:noProof/>
                <w:webHidden/>
              </w:rPr>
              <w:tab/>
            </w:r>
            <w:r w:rsidR="0083315D">
              <w:rPr>
                <w:noProof/>
                <w:webHidden/>
              </w:rPr>
              <w:fldChar w:fldCharType="begin"/>
            </w:r>
            <w:r w:rsidR="0083315D">
              <w:rPr>
                <w:noProof/>
                <w:webHidden/>
              </w:rPr>
              <w:instrText xml:space="preserve"> PAGEREF _Toc501482874 \h </w:instrText>
            </w:r>
            <w:r w:rsidR="0083315D">
              <w:rPr>
                <w:noProof/>
                <w:webHidden/>
              </w:rPr>
            </w:r>
            <w:r w:rsidR="0083315D">
              <w:rPr>
                <w:noProof/>
                <w:webHidden/>
              </w:rPr>
              <w:fldChar w:fldCharType="separate"/>
            </w:r>
            <w:r w:rsidR="0083315D">
              <w:rPr>
                <w:noProof/>
                <w:webHidden/>
              </w:rPr>
              <w:t>5</w:t>
            </w:r>
            <w:r w:rsidR="0083315D">
              <w:rPr>
                <w:noProof/>
                <w:webHidden/>
              </w:rPr>
              <w:fldChar w:fldCharType="end"/>
            </w:r>
          </w:hyperlink>
        </w:p>
        <w:p w:rsidR="0083315D" w:rsidRDefault="002666CC">
          <w:pPr>
            <w:pStyle w:val="TOC1"/>
            <w:tabs>
              <w:tab w:val="right" w:leader="dot" w:pos="9350"/>
            </w:tabs>
            <w:rPr>
              <w:rFonts w:eastAsiaTheme="minorEastAsia"/>
              <w:noProof/>
              <w:lang w:val="en-CA" w:eastAsia="en-CA"/>
            </w:rPr>
          </w:pPr>
          <w:hyperlink w:anchor="_Toc501482875" w:history="1">
            <w:r w:rsidR="0083315D" w:rsidRPr="00230A19">
              <w:rPr>
                <w:rStyle w:val="Hyperlink"/>
                <w:noProof/>
                <w:bdr w:val="none" w:sz="0" w:space="0" w:color="auto" w:frame="1"/>
              </w:rPr>
              <w:t>Capture Section</w:t>
            </w:r>
            <w:r w:rsidR="0083315D">
              <w:rPr>
                <w:noProof/>
                <w:webHidden/>
              </w:rPr>
              <w:tab/>
            </w:r>
            <w:r w:rsidR="0083315D">
              <w:rPr>
                <w:noProof/>
                <w:webHidden/>
              </w:rPr>
              <w:fldChar w:fldCharType="begin"/>
            </w:r>
            <w:r w:rsidR="0083315D">
              <w:rPr>
                <w:noProof/>
                <w:webHidden/>
              </w:rPr>
              <w:instrText xml:space="preserve"> PAGEREF _Toc501482875 \h </w:instrText>
            </w:r>
            <w:r w:rsidR="0083315D">
              <w:rPr>
                <w:noProof/>
                <w:webHidden/>
              </w:rPr>
            </w:r>
            <w:r w:rsidR="0083315D">
              <w:rPr>
                <w:noProof/>
                <w:webHidden/>
              </w:rPr>
              <w:fldChar w:fldCharType="separate"/>
            </w:r>
            <w:r w:rsidR="0083315D">
              <w:rPr>
                <w:noProof/>
                <w:webHidden/>
              </w:rPr>
              <w:t>5</w:t>
            </w:r>
            <w:r w:rsidR="0083315D">
              <w:rPr>
                <w:noProof/>
                <w:webHidden/>
              </w:rPr>
              <w:fldChar w:fldCharType="end"/>
            </w:r>
          </w:hyperlink>
        </w:p>
        <w:p w:rsidR="009B5E55" w:rsidRDefault="009B5E55">
          <w:r>
            <w:rPr>
              <w:b/>
              <w:bCs/>
              <w:noProof/>
            </w:rPr>
            <w:fldChar w:fldCharType="end"/>
          </w:r>
        </w:p>
      </w:sdtContent>
    </w:sdt>
    <w:p w:rsidR="009B5E55" w:rsidRDefault="009B5E55">
      <w:r>
        <w:br w:type="page"/>
      </w:r>
    </w:p>
    <w:p w:rsidR="009B5E55" w:rsidRDefault="009B5E55" w:rsidP="009B5E55">
      <w:pPr>
        <w:pStyle w:val="Heading1"/>
        <w:rPr>
          <w:ins w:id="4" w:author="chanpreet mudhar" w:date="2018-01-06T23:12:00Z"/>
          <w:bdr w:val="none" w:sz="0" w:space="0" w:color="auto" w:frame="1"/>
        </w:rPr>
      </w:pPr>
      <w:bookmarkStart w:id="5" w:name="_Toc501482870"/>
      <w:r>
        <w:rPr>
          <w:bdr w:val="none" w:sz="0" w:space="0" w:color="auto" w:frame="1"/>
        </w:rPr>
        <w:lastRenderedPageBreak/>
        <w:t>Detailed description</w:t>
      </w:r>
      <w:bookmarkEnd w:id="5"/>
      <w:r>
        <w:rPr>
          <w:bdr w:val="none" w:sz="0" w:space="0" w:color="auto" w:frame="1"/>
        </w:rPr>
        <w:t xml:space="preserve"> </w:t>
      </w:r>
    </w:p>
    <w:p w:rsidR="004D29D4" w:rsidRPr="004D29D4" w:rsidRDefault="004D29D4">
      <w:pPr>
        <w:jc w:val="both"/>
        <w:rPr>
          <w:rPrChange w:id="6" w:author="chanpreet mudhar" w:date="2018-01-06T23:12:00Z">
            <w:rPr>
              <w:bdr w:val="none" w:sz="0" w:space="0" w:color="auto" w:frame="1"/>
            </w:rPr>
          </w:rPrChange>
        </w:rPr>
        <w:pPrChange w:id="7" w:author="chanpreet mudhar" w:date="2018-01-06T23:13:00Z">
          <w:pPr>
            <w:pStyle w:val="Heading1"/>
          </w:pPr>
        </w:pPrChange>
      </w:pPr>
      <w:ins w:id="8" w:author="chanpreet mudhar" w:date="2018-01-06T23:13:00Z">
        <w:r w:rsidRPr="004D29D4">
          <w:t>A website that shows a books library which has a wide variety of books from various authors and genres. In this website, we have Home page, List page, Contacts page, and AddBooks page. The main page i.e. the home page will show a brief description about our library and will include a button that will take the user to the list page, hence displaying the collection of books in a list with all the details including Book title, ISBN, Author, Genre, Format, and Rating. Also, there is a separate link to the list page in the navigation bar which also opens up the same page that displays a list of all the books. Also, we have a contact page that shows all the contact information and address for our library. Furthermore, we have an AddBooks page, rather an update page that allows user to enter information about their favorite book. The user would then fill all the details and click on the update button, which will update all the information about the book.</w:t>
        </w:r>
      </w:ins>
    </w:p>
    <w:p w:rsidR="009B5E55" w:rsidRPr="009B5E55" w:rsidDel="004D29D4" w:rsidRDefault="00091695" w:rsidP="009B5E55">
      <w:pPr>
        <w:rPr>
          <w:del w:id="9" w:author="chanpreet mudhar" w:date="2018-01-06T23:12:00Z"/>
        </w:rPr>
      </w:pPr>
      <w:del w:id="10" w:author="chanpreet mudhar" w:date="2018-01-06T23:12:00Z">
        <w:r w:rsidDel="004D29D4">
          <w:delText>A website</w:delText>
        </w:r>
        <w:r w:rsidR="00986DED" w:rsidDel="004D29D4">
          <w:delText xml:space="preserve"> that shows a books library which has a wide variety of books from various authors and genres.</w:delText>
        </w:r>
        <w:r w:rsidR="00D723AF" w:rsidDel="004D29D4">
          <w:delText xml:space="preserve"> </w:delText>
        </w:r>
        <w:r w:rsidDel="004D29D4">
          <w:delText xml:space="preserve">The main page will show a brief description about our library and will include links to the other pages. </w:delText>
        </w:r>
      </w:del>
      <w:del w:id="11" w:author="chanpreet mudhar" w:date="2017-12-19T21:52:00Z">
        <w:r w:rsidR="00D723AF" w:rsidDel="00046416">
          <w:delText>The user will select a book from our books collection and the selected book will be displayed. Also, t</w:delText>
        </w:r>
      </w:del>
      <w:del w:id="12" w:author="chanpreet mudhar" w:date="2018-01-06T23:12:00Z">
        <w:r w:rsidR="00D723AF" w:rsidDel="004D29D4">
          <w:delText xml:space="preserve">he details of the book will be shown on the page. The book details include the book title, author, genre, rating, format, cost, and other publishing details. </w:delText>
        </w:r>
      </w:del>
      <w:del w:id="13" w:author="chanpreet mudhar" w:date="2017-12-19T21:52:00Z">
        <w:r w:rsidR="00D723AF" w:rsidDel="00046416">
          <w:delText>The main page will have a link to the details page which will display the details of the book mentioned by the user.</w:delText>
        </w:r>
      </w:del>
      <w:del w:id="14" w:author="chanpreet mudhar" w:date="2017-12-19T21:51:00Z">
        <w:r w:rsidR="00D1407C" w:rsidDel="00046416">
          <w:delText xml:space="preserve"> Also, this library will allow the user to get registered into the application by filling a registration form. Furthermore, the tables for all the books will be generated by using a database</w:delText>
        </w:r>
        <w:r w:rsidR="00E020C1" w:rsidDel="00046416">
          <w:delText>.</w:delText>
        </w:r>
      </w:del>
    </w:p>
    <w:p w:rsidR="009B5E55" w:rsidRDefault="009B5E55" w:rsidP="009B5E55">
      <w:pPr>
        <w:pStyle w:val="Heading1"/>
        <w:rPr>
          <w:bdr w:val="none" w:sz="0" w:space="0" w:color="auto" w:frame="1"/>
        </w:rPr>
      </w:pPr>
      <w:bookmarkStart w:id="15" w:name="_Toc501482871"/>
      <w:r>
        <w:rPr>
          <w:bdr w:val="none" w:sz="0" w:space="0" w:color="auto" w:frame="1"/>
        </w:rPr>
        <w:t>Version History</w:t>
      </w:r>
      <w:bookmarkEnd w:id="15"/>
      <w:r>
        <w:rPr>
          <w:bdr w:val="none" w:sz="0" w:space="0" w:color="auto" w:frame="1"/>
        </w:rPr>
        <w:t xml:space="preserve"> </w:t>
      </w:r>
    </w:p>
    <w:p w:rsidR="00591FF9" w:rsidRPr="00591FF9" w:rsidRDefault="00591FF9" w:rsidP="00591FF9">
      <w:r>
        <w:t>(at least 4-5)</w:t>
      </w:r>
    </w:p>
    <w:p w:rsidR="00591FF9" w:rsidRDefault="00591FF9" w:rsidP="00591FF9">
      <w:r>
        <w:t>V0.1</w:t>
      </w:r>
      <w:r>
        <w:tab/>
        <w:t>Site structure and ma</w:t>
      </w:r>
      <w:r w:rsidR="00F64B89">
        <w:t>in</w:t>
      </w:r>
      <w:r>
        <w:t xml:space="preserve"> page</w:t>
      </w:r>
    </w:p>
    <w:p w:rsidR="00591FF9" w:rsidRDefault="00591FF9" w:rsidP="00591FF9">
      <w:pPr>
        <w:rPr>
          <w:ins w:id="16" w:author="chanpreet mudhar" w:date="2018-01-06T23:50:00Z"/>
        </w:rPr>
      </w:pPr>
      <w:r>
        <w:t>V0.2</w:t>
      </w:r>
      <w:r w:rsidR="00F64B89">
        <w:tab/>
        <w:t>Connected to the database and displayed list of books in the list page</w:t>
      </w:r>
    </w:p>
    <w:p w:rsidR="004A588E" w:rsidRDefault="004A588E" w:rsidP="00591FF9">
      <w:pPr>
        <w:rPr>
          <w:ins w:id="17" w:author="chanpreet mudhar" w:date="2018-01-06T23:56:00Z"/>
        </w:rPr>
      </w:pPr>
      <w:ins w:id="18" w:author="chanpreet mudhar" w:date="2018-01-06T23:50:00Z">
        <w:r>
          <w:t>V0.3      Added Add Books page that u</w:t>
        </w:r>
      </w:ins>
      <w:ins w:id="19" w:author="chanpreet mudhar" w:date="2018-01-06T23:51:00Z">
        <w:r>
          <w:t>pdates details of books</w:t>
        </w:r>
      </w:ins>
    </w:p>
    <w:p w:rsidR="002666CC" w:rsidRDefault="002666CC" w:rsidP="00591FF9">
      <w:ins w:id="20" w:author="chanpreet mudhar" w:date="2018-01-06T23:56:00Z">
        <w:r>
          <w:t>V0.4      Added Login page</w:t>
        </w:r>
      </w:ins>
      <w:bookmarkStart w:id="21" w:name="_GoBack"/>
      <w:bookmarkEnd w:id="21"/>
    </w:p>
    <w:p w:rsidR="00F64B89" w:rsidDel="002666CC" w:rsidRDefault="00F64B89" w:rsidP="00591FF9">
      <w:pPr>
        <w:rPr>
          <w:del w:id="22" w:author="chanpreet mudhar" w:date="2018-01-06T23:56:00Z"/>
        </w:rPr>
      </w:pPr>
    </w:p>
    <w:p w:rsidR="002666CC" w:rsidRDefault="00591FF9" w:rsidP="00591FF9">
      <w:r>
        <w:t>V1.0</w:t>
      </w:r>
      <w:r>
        <w:tab/>
        <w:t xml:space="preserve">Full featured release site. </w:t>
      </w:r>
      <w:ins w:id="23" w:author="chanpreet mudhar" w:date="2018-01-06T23:56:00Z">
        <w:r w:rsidR="002666CC">
          <w:t>User can login and add books</w:t>
        </w:r>
      </w:ins>
    </w:p>
    <w:p w:rsidR="003B0D23" w:rsidRDefault="003B0D23" w:rsidP="003B0D23">
      <w:pPr>
        <w:pStyle w:val="Heading2"/>
      </w:pPr>
      <w:bookmarkStart w:id="24" w:name="_Toc501482872"/>
      <w:r>
        <w:t>GITHUB SCREENCAP</w:t>
      </w:r>
      <w:r w:rsidR="00033F4B">
        <w:t>TURE</w:t>
      </w:r>
      <w:bookmarkEnd w:id="24"/>
    </w:p>
    <w:p w:rsidR="00033F4B" w:rsidRPr="00033F4B" w:rsidRDefault="00033F4B" w:rsidP="00033F4B"/>
    <w:p w:rsidR="00033F4B" w:rsidRDefault="00033F4B" w:rsidP="00033F4B">
      <w:r>
        <w:rPr>
          <w:noProof/>
        </w:rPr>
        <w:drawing>
          <wp:inline distT="0" distB="0" distL="0" distR="0" wp14:anchorId="32360FA8" wp14:editId="5F037A78">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033F4B" w:rsidRDefault="00033F4B" w:rsidP="00033F4B">
      <w:pPr>
        <w:rPr>
          <w:ins w:id="25" w:author="chanpreet mudhar" w:date="2017-12-19T21:57:00Z"/>
        </w:rPr>
      </w:pPr>
      <w:r>
        <w:rPr>
          <w:noProof/>
        </w:rPr>
        <w:lastRenderedPageBreak/>
        <w:drawing>
          <wp:inline distT="0" distB="0" distL="0" distR="0" wp14:anchorId="69A45693" wp14:editId="609A41B5">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046416" w:rsidRDefault="00046416" w:rsidP="00033F4B">
      <w:pPr>
        <w:rPr>
          <w:ins w:id="26" w:author="chanpreet mudhar" w:date="2018-01-06T00:59:00Z"/>
        </w:rPr>
      </w:pPr>
      <w:ins w:id="27" w:author="chanpreet mudhar" w:date="2017-12-19T21:57:00Z">
        <w:r>
          <w:rPr>
            <w:noProof/>
          </w:rPr>
          <w:drawing>
            <wp:inline distT="0" distB="0" distL="0" distR="0" wp14:anchorId="7D71D7A5" wp14:editId="3F57AA65">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ins>
    </w:p>
    <w:p w:rsidR="00A93462" w:rsidRDefault="00A93462" w:rsidP="00033F4B">
      <w:pPr>
        <w:rPr>
          <w:ins w:id="28" w:author="chanpreet mudhar" w:date="2018-01-06T23:49:00Z"/>
        </w:rPr>
      </w:pPr>
      <w:ins w:id="29" w:author="chanpreet mudhar" w:date="2018-01-06T00:59:00Z">
        <w:r>
          <w:rPr>
            <w:noProof/>
          </w:rPr>
          <w:lastRenderedPageBreak/>
          <w:drawing>
            <wp:inline distT="0" distB="0" distL="0" distR="0" wp14:anchorId="423E4D03" wp14:editId="3DD439FB">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ins>
    </w:p>
    <w:p w:rsidR="004A588E" w:rsidRDefault="004A588E" w:rsidP="00033F4B">
      <w:pPr>
        <w:rPr>
          <w:ins w:id="30" w:author="chanpreet mudhar" w:date="2018-01-06T23:49:00Z"/>
        </w:rPr>
      </w:pPr>
      <w:ins w:id="31" w:author="chanpreet mudhar" w:date="2018-01-06T23:49:00Z">
        <w:r>
          <w:rPr>
            <w:noProof/>
          </w:rPr>
          <w:drawing>
            <wp:inline distT="0" distB="0" distL="0" distR="0" wp14:anchorId="11307CF2" wp14:editId="6FBA1BD7">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ins>
    </w:p>
    <w:p w:rsidR="004A588E" w:rsidRDefault="004A588E" w:rsidP="00033F4B">
      <w:pPr>
        <w:rPr>
          <w:ins w:id="32" w:author="chanpreet mudhar" w:date="2018-01-06T23:50:00Z"/>
        </w:rPr>
      </w:pPr>
      <w:ins w:id="33" w:author="chanpreet mudhar" w:date="2018-01-06T23:49:00Z">
        <w:r>
          <w:rPr>
            <w:noProof/>
          </w:rPr>
          <w:lastRenderedPageBreak/>
          <w:drawing>
            <wp:inline distT="0" distB="0" distL="0" distR="0" wp14:anchorId="087CC7AE" wp14:editId="14C507AE">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ins>
    </w:p>
    <w:p w:rsidR="004A588E" w:rsidRPr="00033F4B" w:rsidRDefault="004A588E" w:rsidP="00033F4B">
      <w:ins w:id="34" w:author="chanpreet mudhar" w:date="2018-01-06T23:50:00Z">
        <w:r>
          <w:rPr>
            <w:noProof/>
          </w:rPr>
          <w:drawing>
            <wp:inline distT="0" distB="0" distL="0" distR="0" wp14:anchorId="2AEAF146" wp14:editId="0148B115">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ins>
    </w:p>
    <w:p w:rsidR="009B5E55" w:rsidRDefault="009B5E55" w:rsidP="009B5E55">
      <w:pPr>
        <w:pStyle w:val="Heading1"/>
        <w:rPr>
          <w:bdr w:val="none" w:sz="0" w:space="0" w:color="auto" w:frame="1"/>
        </w:rPr>
      </w:pPr>
      <w:bookmarkStart w:id="35" w:name="_Toc501482873"/>
      <w:r>
        <w:rPr>
          <w:bdr w:val="none" w:sz="0" w:space="0" w:color="auto" w:frame="1"/>
        </w:rPr>
        <w:t>Typography and Color</w:t>
      </w:r>
      <w:bookmarkEnd w:id="35"/>
      <w:r>
        <w:rPr>
          <w:bdr w:val="none" w:sz="0" w:space="0" w:color="auto" w:frame="1"/>
        </w:rPr>
        <w:t xml:space="preserve"> </w:t>
      </w:r>
    </w:p>
    <w:p w:rsidR="00591FF9" w:rsidRDefault="00591FF9" w:rsidP="00591FF9">
      <w:r>
        <w:t>All fonts are client defaults</w:t>
      </w:r>
    </w:p>
    <w:p w:rsidR="003B0D23" w:rsidRDefault="003B0D23" w:rsidP="00591FF9">
      <w:r>
        <w:t>Lucida Sans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9"/>
        <w:gridCol w:w="1736"/>
      </w:tblGrid>
      <w:tr w:rsidR="00AF0F1E" w:rsidTr="00AF0F1E">
        <w:trPr>
          <w:trHeight w:val="270"/>
        </w:trPr>
        <w:tc>
          <w:tcPr>
            <w:tcW w:w="1736" w:type="dxa"/>
          </w:tcPr>
          <w:p w:rsidR="00AF0F1E" w:rsidRDefault="00AF0F1E" w:rsidP="00591FF9">
            <w:r>
              <w:t>#0000</w:t>
            </w:r>
          </w:p>
        </w:tc>
        <w:tc>
          <w:tcPr>
            <w:tcW w:w="1736" w:type="dxa"/>
          </w:tcPr>
          <w:tbl>
            <w:tblPr>
              <w:tblStyle w:val="TableGrid"/>
              <w:tblpPr w:leftFromText="180" w:rightFromText="180" w:vertAnchor="text" w:horzAnchor="margin" w:tblpY="-18"/>
              <w:tblW w:w="0" w:type="auto"/>
              <w:shd w:val="clear" w:color="auto" w:fill="000000" w:themeFill="text1"/>
              <w:tblLook w:val="04A0" w:firstRow="1" w:lastRow="0" w:firstColumn="1" w:lastColumn="0" w:noHBand="0" w:noVBand="1"/>
            </w:tblPr>
            <w:tblGrid>
              <w:gridCol w:w="487"/>
            </w:tblGrid>
            <w:tr w:rsidR="00AF0F1E" w:rsidTr="00AF0F1E">
              <w:trPr>
                <w:trHeight w:val="250"/>
              </w:trPr>
              <w:tc>
                <w:tcPr>
                  <w:tcW w:w="487" w:type="dxa"/>
                  <w:shd w:val="clear" w:color="auto" w:fill="000000" w:themeFill="text1"/>
                </w:tcPr>
                <w:p w:rsidR="00AF0F1E" w:rsidRDefault="00AF0F1E" w:rsidP="00AF0F1E"/>
              </w:tc>
            </w:tr>
          </w:tbl>
          <w:p w:rsidR="00AF0F1E" w:rsidRDefault="00AF0F1E" w:rsidP="00591FF9"/>
          <w:p w:rsidR="00AF0F1E" w:rsidRDefault="00AF0F1E" w:rsidP="00591FF9"/>
        </w:tc>
      </w:tr>
      <w:tr w:rsidR="00AF0F1E" w:rsidTr="00AF0F1E">
        <w:trPr>
          <w:trHeight w:val="270"/>
        </w:trPr>
        <w:tc>
          <w:tcPr>
            <w:tcW w:w="1736" w:type="dxa"/>
          </w:tcPr>
          <w:p w:rsidR="00AF0F1E" w:rsidRPr="00591FF9" w:rsidDel="006B7DF6" w:rsidRDefault="006B7DF6" w:rsidP="00AF0F1E">
            <w:pPr>
              <w:rPr>
                <w:del w:id="36" w:author="chanpreet mudhar" w:date="2018-01-05T20:46:00Z"/>
              </w:rPr>
            </w:pPr>
            <w:ins w:id="37" w:author="chanpreet mudhar" w:date="2018-01-05T20:46:00Z">
              <w:r w:rsidRPr="006B7DF6">
                <w:lastRenderedPageBreak/>
                <w:t>#56494E</w:t>
              </w:r>
            </w:ins>
            <w:del w:id="38" w:author="chanpreet mudhar" w:date="2018-01-05T20:46:00Z">
              <w:r w:rsidR="00AF0F1E" w:rsidDel="006B7DF6">
                <w:delText>#</w:delText>
              </w:r>
              <w:r w:rsidR="00AF0F1E" w:rsidRPr="00AF0F1E" w:rsidDel="006B7DF6">
                <w:delText>428BCA</w:delText>
              </w:r>
            </w:del>
          </w:p>
          <w:p w:rsidR="00AF0F1E" w:rsidRDefault="00AF0F1E"/>
        </w:tc>
        <w:tc>
          <w:tcPr>
            <w:tcW w:w="1736" w:type="dxa"/>
          </w:tcPr>
          <w:tbl>
            <w:tblPr>
              <w:tblStyle w:val="TableGrid"/>
              <w:tblpPr w:leftFromText="180" w:rightFromText="180" w:vertAnchor="text" w:horzAnchor="margin" w:tblpY="-29"/>
              <w:tblW w:w="0" w:type="auto"/>
              <w:shd w:val="clear" w:color="auto" w:fill="56494E"/>
              <w:tblLook w:val="04A0" w:firstRow="1" w:lastRow="0" w:firstColumn="1" w:lastColumn="0" w:noHBand="0" w:noVBand="1"/>
              <w:tblPrChange w:id="39" w:author="chanpreet mudhar" w:date="2018-01-05T21:43:00Z">
                <w:tblPr>
                  <w:tblStyle w:val="TableGrid"/>
                  <w:tblpPr w:leftFromText="180" w:rightFromText="180" w:vertAnchor="text" w:horzAnchor="margin" w:tblpY="-29"/>
                  <w:tblW w:w="0" w:type="auto"/>
                  <w:shd w:val="clear" w:color="auto" w:fill="428BCA"/>
                  <w:tblLook w:val="04A0" w:firstRow="1" w:lastRow="0" w:firstColumn="1" w:lastColumn="0" w:noHBand="0" w:noVBand="1"/>
                </w:tblPr>
              </w:tblPrChange>
            </w:tblPr>
            <w:tblGrid>
              <w:gridCol w:w="485"/>
              <w:tblGridChange w:id="40">
                <w:tblGrid>
                  <w:gridCol w:w="487"/>
                </w:tblGrid>
              </w:tblGridChange>
            </w:tblGrid>
            <w:tr w:rsidR="006B7DF6" w:rsidRPr="006B7DF6" w:rsidTr="003E4EF6">
              <w:trPr>
                <w:trHeight w:val="259"/>
                <w:trPrChange w:id="41" w:author="chanpreet mudhar" w:date="2018-01-05T21:43:00Z">
                  <w:trPr>
                    <w:trHeight w:val="250"/>
                  </w:trPr>
                </w:trPrChange>
              </w:trPr>
              <w:tc>
                <w:tcPr>
                  <w:tcW w:w="485" w:type="dxa"/>
                  <w:shd w:val="clear" w:color="auto" w:fill="56494E"/>
                  <w:tcPrChange w:id="42" w:author="chanpreet mudhar" w:date="2018-01-05T21:43:00Z">
                    <w:tcPr>
                      <w:tcW w:w="487" w:type="dxa"/>
                      <w:shd w:val="clear" w:color="auto" w:fill="428BCA"/>
                    </w:tcPr>
                  </w:tcPrChange>
                </w:tcPr>
                <w:p w:rsidR="00AF0F1E" w:rsidRPr="006B7DF6" w:rsidRDefault="00AF0F1E" w:rsidP="00AF0F1E">
                  <w:pPr>
                    <w:rPr>
                      <w:color w:val="000000" w:themeColor="text1"/>
                      <w:rPrChange w:id="43" w:author="chanpreet mudhar" w:date="2018-01-05T20:46:00Z">
                        <w:rPr/>
                      </w:rPrChange>
                    </w:rPr>
                  </w:pPr>
                </w:p>
              </w:tc>
            </w:tr>
          </w:tbl>
          <w:p w:rsidR="00AF0F1E" w:rsidRDefault="00AF0F1E" w:rsidP="00591FF9"/>
        </w:tc>
      </w:tr>
      <w:tr w:rsidR="00AF0F1E" w:rsidTr="00AF0F1E">
        <w:trPr>
          <w:trHeight w:val="270"/>
        </w:trPr>
        <w:tc>
          <w:tcPr>
            <w:tcW w:w="1736" w:type="dxa"/>
          </w:tcPr>
          <w:p w:rsidR="00AF0F1E" w:rsidRDefault="00AF0F1E" w:rsidP="00591FF9">
            <w:r w:rsidRPr="00AF0F1E">
              <w:t>#D6D7DF</w:t>
            </w:r>
          </w:p>
        </w:tc>
        <w:tc>
          <w:tcPr>
            <w:tcW w:w="1736" w:type="dxa"/>
          </w:tcPr>
          <w:tbl>
            <w:tblPr>
              <w:tblStyle w:val="TableGrid"/>
              <w:tblpPr w:leftFromText="180" w:rightFromText="180" w:vertAnchor="text" w:horzAnchor="margin" w:tblpY="-29"/>
              <w:tblW w:w="0" w:type="auto"/>
              <w:shd w:val="clear" w:color="auto" w:fill="D6D7DF"/>
              <w:tblLook w:val="04A0" w:firstRow="1" w:lastRow="0" w:firstColumn="1" w:lastColumn="0" w:noHBand="0" w:noVBand="1"/>
            </w:tblPr>
            <w:tblGrid>
              <w:gridCol w:w="487"/>
            </w:tblGrid>
            <w:tr w:rsidR="00AF0F1E" w:rsidTr="00AF0F1E">
              <w:trPr>
                <w:trHeight w:val="250"/>
              </w:trPr>
              <w:tc>
                <w:tcPr>
                  <w:tcW w:w="487" w:type="dxa"/>
                  <w:shd w:val="clear" w:color="auto" w:fill="D6D7DF"/>
                </w:tcPr>
                <w:p w:rsidR="00AF0F1E" w:rsidRDefault="00AF0F1E" w:rsidP="00AF0F1E"/>
              </w:tc>
            </w:tr>
          </w:tbl>
          <w:p w:rsidR="00AF0F1E" w:rsidRDefault="00AF0F1E" w:rsidP="00591FF9">
            <w:pPr>
              <w:rPr>
                <w:ins w:id="44" w:author="chanpreet mudhar" w:date="2018-01-05T20:43:00Z"/>
              </w:rPr>
            </w:pPr>
          </w:p>
          <w:p w:rsidR="002A3FF4" w:rsidRDefault="002A3FF4" w:rsidP="00591FF9"/>
        </w:tc>
      </w:tr>
    </w:tbl>
    <w:p w:rsidR="003B0D23" w:rsidRPr="00591FF9" w:rsidRDefault="003B0D23" w:rsidP="00591FF9"/>
    <w:p w:rsidR="009B5E55" w:rsidRDefault="009B5E55" w:rsidP="009B5E55">
      <w:pPr>
        <w:pStyle w:val="Heading1"/>
        <w:rPr>
          <w:ins w:id="45" w:author="chanpreet mudhar" w:date="2018-01-05T18:49:00Z"/>
          <w:bdr w:val="none" w:sz="0" w:space="0" w:color="auto" w:frame="1"/>
        </w:rPr>
      </w:pPr>
      <w:bookmarkStart w:id="46" w:name="_Toc501482874"/>
      <w:r>
        <w:rPr>
          <w:bdr w:val="none" w:sz="0" w:space="0" w:color="auto" w:frame="1"/>
        </w:rPr>
        <w:t>Wireframes</w:t>
      </w:r>
      <w:bookmarkEnd w:id="46"/>
      <w:r>
        <w:rPr>
          <w:bdr w:val="none" w:sz="0" w:space="0" w:color="auto" w:frame="1"/>
        </w:rPr>
        <w:t xml:space="preserve"> </w:t>
      </w:r>
    </w:p>
    <w:p w:rsidR="007D0337" w:rsidRPr="007D0337" w:rsidRDefault="00FC315B">
      <w:pPr>
        <w:pStyle w:val="ListParagraph"/>
        <w:numPr>
          <w:ilvl w:val="0"/>
          <w:numId w:val="1"/>
        </w:numPr>
        <w:rPr>
          <w:rPrChange w:id="47" w:author="chanpreet mudhar" w:date="2018-01-05T18:49:00Z">
            <w:rPr>
              <w:bdr w:val="none" w:sz="0" w:space="0" w:color="auto" w:frame="1"/>
            </w:rPr>
          </w:rPrChange>
        </w:rPr>
        <w:pPrChange w:id="48" w:author="chanpreet mudhar" w:date="2018-01-05T18:49:00Z">
          <w:pPr>
            <w:pStyle w:val="Heading1"/>
          </w:pPr>
        </w:pPrChange>
      </w:pPr>
      <w:ins w:id="49" w:author="chanpreet mudhar" w:date="2018-01-05T18:49:00Z">
        <w:r>
          <w:t>Wireframe for h</w:t>
        </w:r>
      </w:ins>
      <w:ins w:id="50" w:author="chanpreet mudhar" w:date="2018-01-05T18:50:00Z">
        <w:r>
          <w:t>ome page:</w:t>
        </w:r>
      </w:ins>
    </w:p>
    <w:p w:rsidR="00D63A11" w:rsidRDefault="00F64B89" w:rsidP="00D63A11">
      <w:pPr>
        <w:rPr>
          <w:ins w:id="51" w:author="chanpreet mudhar" w:date="2018-01-05T17:57:00Z"/>
        </w:rPr>
      </w:pPr>
      <w:r>
        <w:rPr>
          <w:noProof/>
        </w:rPr>
        <w:drawing>
          <wp:inline distT="0" distB="0" distL="0" distR="0">
            <wp:extent cx="5943600" cy="3420319"/>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420319"/>
                    </a:xfrm>
                    <a:prstGeom prst="rect">
                      <a:avLst/>
                    </a:prstGeom>
                    <a:noFill/>
                    <a:ln>
                      <a:noFill/>
                    </a:ln>
                  </pic:spPr>
                </pic:pic>
              </a:graphicData>
            </a:graphic>
          </wp:inline>
        </w:drawing>
      </w:r>
    </w:p>
    <w:p w:rsidR="00110F04" w:rsidRDefault="00110F04" w:rsidP="00D63A11">
      <w:pPr>
        <w:rPr>
          <w:ins w:id="52" w:author="chanpreet mudhar" w:date="2018-01-05T17:57:00Z"/>
        </w:rPr>
      </w:pPr>
    </w:p>
    <w:p w:rsidR="00110F04" w:rsidRDefault="00110F04" w:rsidP="00D63A11">
      <w:pPr>
        <w:rPr>
          <w:ins w:id="53" w:author="chanpreet mudhar" w:date="2018-01-05T18:49:00Z"/>
        </w:rPr>
      </w:pPr>
      <w:ins w:id="54" w:author="chanpreet mudhar" w:date="2018-01-05T17:58:00Z">
        <w:r>
          <w:rPr>
            <w:noProof/>
          </w:rPr>
          <w:lastRenderedPageBreak/>
          <w:drawing>
            <wp:inline distT="0" distB="0" distL="0" distR="0">
              <wp:extent cx="5943600" cy="3435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35835"/>
                      </a:xfrm>
                      <a:prstGeom prst="rect">
                        <a:avLst/>
                      </a:prstGeom>
                      <a:noFill/>
                      <a:ln>
                        <a:noFill/>
                      </a:ln>
                    </pic:spPr>
                  </pic:pic>
                </a:graphicData>
              </a:graphic>
            </wp:inline>
          </w:drawing>
        </w:r>
      </w:ins>
    </w:p>
    <w:p w:rsidR="007D0337" w:rsidRDefault="00FC315B">
      <w:pPr>
        <w:pStyle w:val="ListParagraph"/>
        <w:numPr>
          <w:ilvl w:val="0"/>
          <w:numId w:val="1"/>
        </w:numPr>
        <w:rPr>
          <w:ins w:id="55" w:author="chanpreet mudhar" w:date="2018-01-05T18:49:00Z"/>
        </w:rPr>
        <w:pPrChange w:id="56" w:author="chanpreet mudhar" w:date="2018-01-05T18:50:00Z">
          <w:pPr/>
        </w:pPrChange>
      </w:pPr>
      <w:ins w:id="57" w:author="chanpreet mudhar" w:date="2018-01-05T18:50:00Z">
        <w:r>
          <w:t>Wireframe for List Page:</w:t>
        </w:r>
      </w:ins>
    </w:p>
    <w:p w:rsidR="007D0337" w:rsidRDefault="007D0337" w:rsidP="00D63A11">
      <w:pPr>
        <w:rPr>
          <w:ins w:id="58" w:author="chanpreet mudhar" w:date="2018-01-05T18:57:00Z"/>
        </w:rPr>
      </w:pPr>
      <w:ins w:id="59" w:author="chanpreet mudhar" w:date="2018-01-05T18:49:00Z">
        <w:r>
          <w:rPr>
            <w:noProof/>
          </w:rPr>
          <w:drawing>
            <wp:inline distT="0" distB="0" distL="0" distR="0">
              <wp:extent cx="5943600" cy="43100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310069"/>
                      </a:xfrm>
                      <a:prstGeom prst="rect">
                        <a:avLst/>
                      </a:prstGeom>
                      <a:noFill/>
                      <a:ln>
                        <a:noFill/>
                      </a:ln>
                    </pic:spPr>
                  </pic:pic>
                </a:graphicData>
              </a:graphic>
            </wp:inline>
          </w:drawing>
        </w:r>
      </w:ins>
    </w:p>
    <w:p w:rsidR="00D538AB" w:rsidRDefault="00D538AB" w:rsidP="00D538AB">
      <w:pPr>
        <w:pStyle w:val="ListParagraph"/>
        <w:numPr>
          <w:ilvl w:val="0"/>
          <w:numId w:val="1"/>
        </w:numPr>
        <w:rPr>
          <w:ins w:id="60" w:author="chanpreet mudhar" w:date="2018-01-05T18:57:00Z"/>
        </w:rPr>
      </w:pPr>
      <w:ins w:id="61" w:author="chanpreet mudhar" w:date="2018-01-05T18:57:00Z">
        <w:r>
          <w:lastRenderedPageBreak/>
          <w:t>Wireframe for Contact Page:</w:t>
        </w:r>
      </w:ins>
    </w:p>
    <w:p w:rsidR="00D538AB" w:rsidRPr="00D63A11" w:rsidRDefault="00D538AB">
      <w:pPr>
        <w:pStyle w:val="ListParagraph"/>
        <w:pPrChange w:id="62" w:author="chanpreet mudhar" w:date="2018-01-05T18:57:00Z">
          <w:pPr/>
        </w:pPrChange>
      </w:pPr>
      <w:ins w:id="63" w:author="chanpreet mudhar" w:date="2018-01-05T18:57:00Z">
        <w:r>
          <w:rPr>
            <w:noProof/>
          </w:rPr>
          <w:drawing>
            <wp:inline distT="0" distB="0" distL="0" distR="0">
              <wp:extent cx="5943600" cy="354070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40709"/>
                      </a:xfrm>
                      <a:prstGeom prst="rect">
                        <a:avLst/>
                      </a:prstGeom>
                      <a:noFill/>
                      <a:ln>
                        <a:noFill/>
                      </a:ln>
                    </pic:spPr>
                  </pic:pic>
                </a:graphicData>
              </a:graphic>
            </wp:inline>
          </w:drawing>
        </w:r>
      </w:ins>
    </w:p>
    <w:p w:rsidR="00AF0F1E" w:rsidRPr="00AF0F1E" w:rsidRDefault="00AF0F1E" w:rsidP="00AF0F1E"/>
    <w:p w:rsidR="009B5E55" w:rsidRDefault="009B5E55" w:rsidP="009B5E55">
      <w:pPr>
        <w:pStyle w:val="Heading1"/>
        <w:rPr>
          <w:bdr w:val="none" w:sz="0" w:space="0" w:color="auto" w:frame="1"/>
        </w:rPr>
      </w:pPr>
      <w:bookmarkStart w:id="64" w:name="_Toc501482875"/>
      <w:r>
        <w:rPr>
          <w:bdr w:val="none" w:sz="0" w:space="0" w:color="auto" w:frame="1"/>
        </w:rPr>
        <w:t>Capture Section</w:t>
      </w:r>
      <w:bookmarkEnd w:id="64"/>
      <w:r>
        <w:rPr>
          <w:bdr w:val="none" w:sz="0" w:space="0" w:color="auto" w:frame="1"/>
        </w:rPr>
        <w:t xml:space="preserve"> </w:t>
      </w:r>
    </w:p>
    <w:p w:rsidR="009C4D4D" w:rsidRDefault="009C4D4D" w:rsidP="009C4D4D"/>
    <w:p w:rsidR="009C4D4D" w:rsidRDefault="009C4D4D" w:rsidP="009C4D4D">
      <w:r>
        <w:rPr>
          <w:noProof/>
        </w:rPr>
        <w:drawing>
          <wp:inline distT="0" distB="0" distL="0" distR="0" wp14:anchorId="5F761084" wp14:editId="4F6473E4">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9C4D4D" w:rsidRDefault="009C4D4D" w:rsidP="009C4D4D">
      <w:r>
        <w:rPr>
          <w:noProof/>
        </w:rPr>
        <w:lastRenderedPageBreak/>
        <w:drawing>
          <wp:inline distT="0" distB="0" distL="0" distR="0" wp14:anchorId="06B3D23F" wp14:editId="3B9570C3">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9C4D4D" w:rsidRDefault="009C4D4D" w:rsidP="009C4D4D">
      <w:pPr>
        <w:rPr>
          <w:ins w:id="65" w:author="chanpreet mudhar" w:date="2018-01-06T00:55:00Z"/>
        </w:rPr>
      </w:pPr>
      <w:r>
        <w:rPr>
          <w:noProof/>
        </w:rPr>
        <w:drawing>
          <wp:inline distT="0" distB="0" distL="0" distR="0" wp14:anchorId="7A8211FA" wp14:editId="6AF89F4D">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B36758" w:rsidRDefault="00B36758" w:rsidP="009C4D4D">
      <w:pPr>
        <w:rPr>
          <w:ins w:id="66" w:author="chanpreet mudhar" w:date="2018-01-06T00:57:00Z"/>
        </w:rPr>
      </w:pPr>
      <w:ins w:id="67" w:author="chanpreet mudhar" w:date="2018-01-06T00:55:00Z">
        <w:r>
          <w:rPr>
            <w:noProof/>
          </w:rPr>
          <w:lastRenderedPageBreak/>
          <w:drawing>
            <wp:inline distT="0" distB="0" distL="0" distR="0" wp14:anchorId="67CA3C19" wp14:editId="6EE46DB8">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ins>
    </w:p>
    <w:p w:rsidR="00510343" w:rsidRDefault="00510343" w:rsidP="009C4D4D">
      <w:pPr>
        <w:rPr>
          <w:ins w:id="68" w:author="chanpreet mudhar" w:date="2018-01-06T00:56:00Z"/>
        </w:rPr>
      </w:pPr>
    </w:p>
    <w:p w:rsidR="00510343" w:rsidRDefault="00510343" w:rsidP="009C4D4D">
      <w:pPr>
        <w:rPr>
          <w:ins w:id="69" w:author="chanpreet mudhar" w:date="2018-01-06T00:57:00Z"/>
        </w:rPr>
      </w:pPr>
      <w:ins w:id="70" w:author="chanpreet mudhar" w:date="2018-01-06T00:56:00Z">
        <w:r>
          <w:rPr>
            <w:noProof/>
          </w:rPr>
          <w:drawing>
            <wp:inline distT="0" distB="0" distL="0" distR="0" wp14:anchorId="2F69A296" wp14:editId="5E029E62">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ins>
    </w:p>
    <w:p w:rsidR="00510343" w:rsidRDefault="00510343" w:rsidP="009C4D4D">
      <w:pPr>
        <w:rPr>
          <w:ins w:id="71" w:author="chanpreet mudhar" w:date="2018-01-06T00:57:00Z"/>
        </w:rPr>
      </w:pPr>
    </w:p>
    <w:p w:rsidR="00510343" w:rsidRDefault="00510343" w:rsidP="009C4D4D">
      <w:pPr>
        <w:rPr>
          <w:ins w:id="72" w:author="chanpreet mudhar" w:date="2018-01-06T23:47:00Z"/>
        </w:rPr>
      </w:pPr>
      <w:ins w:id="73" w:author="chanpreet mudhar" w:date="2018-01-06T00:57:00Z">
        <w:r>
          <w:rPr>
            <w:noProof/>
          </w:rPr>
          <w:lastRenderedPageBreak/>
          <w:drawing>
            <wp:inline distT="0" distB="0" distL="0" distR="0" wp14:anchorId="658A2590" wp14:editId="21BEFAD9">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ins>
    </w:p>
    <w:p w:rsidR="004A588E" w:rsidRPr="009C4D4D" w:rsidRDefault="004A588E" w:rsidP="009C4D4D">
      <w:ins w:id="74" w:author="chanpreet mudhar" w:date="2018-01-06T23:47:00Z">
        <w:r>
          <w:rPr>
            <w:noProof/>
          </w:rPr>
          <w:drawing>
            <wp:inline distT="0" distB="0" distL="0" distR="0" wp14:anchorId="6730A737" wp14:editId="71B6C20F">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ins>
    </w:p>
    <w:p w:rsidR="009B5E55" w:rsidRPr="009B5E55" w:rsidRDefault="009B5E55" w:rsidP="009B5E55"/>
    <w:sectPr w:rsidR="009B5E55" w:rsidRPr="009B5E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E6CB1"/>
    <w:multiLevelType w:val="hybridMultilevel"/>
    <w:tmpl w:val="D4DC829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anpreet mudhar">
    <w15:presenceInfo w15:providerId="Windows Live" w15:userId="88bd66de9e28c6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E55"/>
    <w:rsid w:val="00033F4B"/>
    <w:rsid w:val="00046416"/>
    <w:rsid w:val="00091695"/>
    <w:rsid w:val="00110F04"/>
    <w:rsid w:val="002666CC"/>
    <w:rsid w:val="002A3FF4"/>
    <w:rsid w:val="003062C2"/>
    <w:rsid w:val="003B0D23"/>
    <w:rsid w:val="003E4EF6"/>
    <w:rsid w:val="004A588E"/>
    <w:rsid w:val="004D29D4"/>
    <w:rsid w:val="00510343"/>
    <w:rsid w:val="00591FF9"/>
    <w:rsid w:val="00635ECE"/>
    <w:rsid w:val="006970C9"/>
    <w:rsid w:val="006B7DF6"/>
    <w:rsid w:val="007D0337"/>
    <w:rsid w:val="0083315D"/>
    <w:rsid w:val="008643F8"/>
    <w:rsid w:val="00986DED"/>
    <w:rsid w:val="009B5E55"/>
    <w:rsid w:val="009C4D4D"/>
    <w:rsid w:val="00A637B2"/>
    <w:rsid w:val="00A93462"/>
    <w:rsid w:val="00AF0F1E"/>
    <w:rsid w:val="00B36758"/>
    <w:rsid w:val="00C13CBF"/>
    <w:rsid w:val="00D1407C"/>
    <w:rsid w:val="00D538AB"/>
    <w:rsid w:val="00D63A11"/>
    <w:rsid w:val="00D723AF"/>
    <w:rsid w:val="00E020C1"/>
    <w:rsid w:val="00F4638A"/>
    <w:rsid w:val="00F64B89"/>
    <w:rsid w:val="00FC31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ACAD6"/>
  <w15:chartTrackingRefBased/>
  <w15:docId w15:val="{72B02828-4C30-461F-88A4-198D2B895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5E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5E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5E5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B5E5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B5E55"/>
    <w:pPr>
      <w:outlineLvl w:val="9"/>
    </w:pPr>
  </w:style>
  <w:style w:type="paragraph" w:styleId="TOC1">
    <w:name w:val="toc 1"/>
    <w:basedOn w:val="Normal"/>
    <w:next w:val="Normal"/>
    <w:autoRedefine/>
    <w:uiPriority w:val="39"/>
    <w:unhideWhenUsed/>
    <w:rsid w:val="009B5E55"/>
    <w:pPr>
      <w:spacing w:after="100"/>
    </w:pPr>
  </w:style>
  <w:style w:type="paragraph" w:styleId="TOC2">
    <w:name w:val="toc 2"/>
    <w:basedOn w:val="Normal"/>
    <w:next w:val="Normal"/>
    <w:autoRedefine/>
    <w:uiPriority w:val="39"/>
    <w:unhideWhenUsed/>
    <w:rsid w:val="009B5E55"/>
    <w:pPr>
      <w:spacing w:after="100"/>
      <w:ind w:left="220"/>
    </w:pPr>
  </w:style>
  <w:style w:type="character" w:styleId="Hyperlink">
    <w:name w:val="Hyperlink"/>
    <w:basedOn w:val="DefaultParagraphFont"/>
    <w:uiPriority w:val="99"/>
    <w:unhideWhenUsed/>
    <w:rsid w:val="009B5E55"/>
    <w:rPr>
      <w:color w:val="0563C1" w:themeColor="hyperlink"/>
      <w:u w:val="single"/>
    </w:rPr>
  </w:style>
  <w:style w:type="paragraph" w:styleId="NormalWeb">
    <w:name w:val="Normal (Web)"/>
    <w:basedOn w:val="Normal"/>
    <w:uiPriority w:val="99"/>
    <w:semiHidden/>
    <w:unhideWhenUsed/>
    <w:rsid w:val="009B5E55"/>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3B0D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D033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3675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7" Type="http://schemas.microsoft.com/office/2007/relationships/hdphoto" Target="media/hdphoto1.wdp"/><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94BEBC-D9E7-405F-840E-38D373696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12</Pages>
  <Words>496</Words>
  <Characters>2828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Sushmita Nandalan</dc:creator>
  <cp:keywords/>
  <dc:description/>
  <cp:lastModifiedBy>chanpreet mudhar</cp:lastModifiedBy>
  <cp:revision>5</cp:revision>
  <dcterms:created xsi:type="dcterms:W3CDTF">2018-01-07T01:52:00Z</dcterms:created>
  <dcterms:modified xsi:type="dcterms:W3CDTF">2018-01-07T04:56:00Z</dcterms:modified>
</cp:coreProperties>
</file>